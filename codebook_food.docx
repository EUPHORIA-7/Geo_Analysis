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10"/>
            </w:sdtPr>
            <w:sdtContent>
              <w:ins w:author="Amruta Aamte" w:id="3" w:date="2021-12-11T07:02:27Z">
                <w:sdt>
                  <w:sdtPr>
                    <w:tag w:val="goog_rdk_1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DD</w:delText>
                      </w:r>
                    </w:del>
                  </w:sdtContent>
                </w:sdt>
              </w:ins>
            </w:sdtContent>
          </w:sdt>
          <w:sdt>
            <w:sdtPr>
              <w:tag w:val="goog_rdk_12"/>
            </w:sdtPr>
            <w:sdtContent>
              <w:del w:author="Divya Machkure" w:id="4" w:date="2024-04-29T13:13:39Z"/>
            </w:sdtContent>
          </w:sdt>
          <w:sdt>
            <w:sdtPr>
              <w:tag w:val="goog_rdk_13"/>
            </w:sdtPr>
            <w:sdtContent>
              <w:ins w:author="Deepak kumar patel" w:id="5" w:date="2021-04-25T08:37:53Z">
                <w:sdt>
                  <w:sdtPr>
                    <w:tag w:val="goog_rdk_1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5"/>
            </w:sdtPr>
            <w:sdtContent>
              <w:del w:author="Divya Machkure" w:id="4" w:date="2024-04-29T13:13:39Z"/>
            </w:sdtContent>
          </w:sdt>
          <w:sdt>
            <w:sdtPr>
              <w:tag w:val="goog_rdk_16"/>
            </w:sdtPr>
            <w:sdtContent>
              <w:ins w:author="Rohan Bhardwaj" w:id="6" w:date="2021-06-01T08:59:49Z">
                <w:sdt>
                  <w:sdtPr>
                    <w:tag w:val="goog_rdk_17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8"/>
            </w:sdtPr>
            <w:sdtContent>
              <w:del w:author="Divya Machkure" w:id="4" w:date="2024-04-29T13:13:39Z"/>
            </w:sdtContent>
          </w:sdt>
          <w:sdt>
            <w:sdtPr>
              <w:tag w:val="goog_rdk_19"/>
            </w:sdtPr>
            <w:sdtContent>
              <w:ins w:author="Deepak kumar patel" w:id="7" w:date="2021-04-25T08:37:53Z">
                <w:sdt>
                  <w:sdtPr>
                    <w:tag w:val="goog_rdk_20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2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1) GPA – numerical, actual GPA</w:delText>
                </w:r>
              </w:del>
            </w:sdtContent>
          </w:sdt>
          <w:sdt>
            <w:sdtPr>
              <w:tag w:val="goog_rdk_22"/>
            </w:sdtPr>
            <w:sdtContent>
              <w:ins w:author="Aarthi Pulivarthi" w:id="8" w:date="2022-04-06T05:30:55Z">
                <w:sdt>
                  <w:sdtPr>
                    <w:tag w:val="goog_rdk_2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–rating</w:delText>
                      </w:r>
                    </w:del>
                  </w:sdtContent>
                </w:sdt>
              </w:ins>
            </w:sdtContent>
          </w:sdt>
          <w:sdt>
            <w:sdtPr>
              <w:tag w:val="goog_rdk_2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26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2) Gender</w:delText>
                </w:r>
              </w:del>
            </w:sdtContent>
          </w:sdt>
          <w:sdt>
            <w:sdtPr>
              <w:tag w:val="goog_rdk_27"/>
            </w:sdtPr>
            <w:sdtContent>
              <w:ins w:author="Vishnupriya Pippari" w:id="9" w:date="2021-11-11T13:30:16Z">
                <w:sdt>
                  <w:sdtPr>
                    <w:tag w:val="goog_rdk_28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32"/>
            </w:sdtPr>
            <w:sdtContent>
              <w:ins w:author="Vishnupriya Pippari" w:id="10" w:date="2021-11-11T13:30:20Z">
                <w:sdt>
                  <w:sdtPr>
                    <w:tag w:val="goog_rdk_3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3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(1 – Female</w:delText>
                </w:r>
              </w:del>
            </w:sdtContent>
          </w:sdt>
          <w:sdt>
            <w:sdtPr>
              <w:tag w:val="goog_rdk_35"/>
            </w:sdtPr>
            <w:sdtContent>
              <w:ins w:author="Vishnupriya Pippari" w:id="11" w:date="2021-11-11T13:30:11Z">
                <w:sdt>
                  <w:sdtPr>
                    <w:tag w:val="goog_rdk_36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5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40"/>
            </w:sdtPr>
            <w:sdtContent>
              <w:ins w:author="Vishnupriya Pippari" w:id="12" w:date="2021-11-11T13:30:24Z">
                <w:sdt>
                  <w:sdtPr>
                    <w:tag w:val="goog_rdk_4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4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2 – Male)</w:delText>
                </w:r>
              </w:del>
            </w:sdtContent>
          </w:sdt>
          <w:sdt>
            <w:sdtPr>
              <w:tag w:val="goog_rdk_43"/>
            </w:sdtPr>
            <w:sdtContent>
              <w:ins w:author="Vishnupriya Pippari" w:id="13" w:date="2021-11-11T13:29:52Z">
                <w:sdt>
                  <w:sdtPr>
                    <w:tag w:val="goog_rdk_4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8"/>
      </w:sdtPr>
      <w:sdtContent>
        <w:p w:rsidR="00000000" w:rsidDel="00000000" w:rsidP="00000000" w:rsidRDefault="00000000" w:rsidRPr="00000000" w14:paraId="00000008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7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3) Breakfast (the </w:delText>
                </w:r>
              </w:del>
            </w:sdtContent>
          </w:sdt>
          <w:sdt>
            <w:sdtPr>
              <w:tag w:val="goog_rdk_50"/>
            </w:sdtPr>
            <w:sdtContent>
              <w:ins w:author="Punnamaraju Lakshmi kusuma" w:id="14" w:date="2023-11-05T04:48:53Z">
                <w:sdt>
                  <w:sdtPr>
                    <w:tag w:val="goog_rdk_5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ol</w:delText>
                      </w:r>
                    </w:del>
                  </w:sdtContent>
                </w:sdt>
              </w:ins>
            </w:sdtContent>
          </w:sdt>
          <w:sdt>
            <w:sdtPr>
              <w:tag w:val="goog_rdk_5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participants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are shown the following pictures and asked which one of these pictures they associate with the word “breakfast), 1 – cereal option and 2 – donut op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5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0B">
          <w:pPr>
            <w:rPr>
              <w:del w:author="Divya Machkure" w:id="4" w:date="2024-04-29T13:13:39Z"/>
              <w:shd w:fill="auto" w:val="clear"/>
              <w:rPrChange w:author="Deshmukh Saurav" w:id="16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58"/>
            </w:sdtPr>
            <w:sdtContent>
              <w:ins w:author="Hamza Aziz" w:id="15" w:date="2021-10-29T20:31:37Z">
                <w:sdt>
                  <w:sdtPr>
                    <w:tag w:val="goog_rdk_59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5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8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60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7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0C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2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0D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30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0E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6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70"/>
        </w:sdtPr>
        <w:sdtContent>
          <w:ins w:author="Aarthi Pulivarthi" w:id="17" w:date="2022-04-06T05:31:22Z">
            <w:sdt>
              <w:sdtPr>
                <w:tag w:val="goog_rdk_71"/>
              </w:sdtPr>
              <w:sdtContent>
                <w:del w:author="Divya Machkure" w:id="4" w:date="2024-04-29T13:13:39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rtl w:val="0"/>
                    </w:rPr>
                    <w:delText xml:space="preserve">–</w:delText>
                  </w:r>
                </w:del>
              </w:sdtContent>
            </w:sdt>
          </w:ins>
        </w:sdtContent>
      </w:sdt>
      <w:sdt>
        <w:sdtPr>
          <w:tag w:val="goog_rdk_72"/>
        </w:sdtPr>
        <w:sdtContent>
          <w:del w:author="Divya Machkure" w:id="4" w:date="2024-04-29T13:13:3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4) calories_chicken - </w:delTex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guessing calories in chicken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73"/>
        </w:sdtPr>
        <w:sdtContent>
          <w:ins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74"/>
        </w:sdtPr>
        <w:sdtContent>
          <w:del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75"/>
        </w:sdtPr>
        <w:sdtContent>
          <w:ins w:author="Prayushi Doshi" w:id="19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76"/>
        </w:sdtPr>
        <w:sdtContent>
          <w:ins w:author="Rohan Bhardwaj" w:id="20" w:date="2021-06-01T09:12:43Z">
            <w:sdt>
              <w:sdtPr>
                <w:tag w:val="goog_rdk_77"/>
              </w:sdtPr>
              <w:sdtContent>
                <w:del w:author="Prayushi Doshi" w:id="21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78"/>
        </w:sdtPr>
        <w:sdtContent>
          <w:del w:author="Rohan Bhardwaj" w:id="22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79"/>
        </w:sdtPr>
        <w:sdtContent>
          <w:ins w:author="Prayushi Doshi" w:id="23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80"/>
        </w:sdtPr>
        <w:sdtContent>
          <w:ins w:author="Aarthi Pulivarthi" w:id="24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81"/>
        </w:sdtPr>
        <w:sdtContent>
          <w:ins w:author="Prayushi Doshi" w:id="25" w:date="2021-09-11T09:01:26Z">
            <w:sdt>
              <w:sdtPr>
                <w:tag w:val="goog_rdk_82"/>
              </w:sdtPr>
              <w:sdtContent>
                <w:del w:author="Aarthi Pulivarthi" w:id="26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sdt>
      <w:sdtPr>
        <w:tag w:val="goog_rdk_84"/>
      </w:sdtPr>
      <w:sdtContent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2 - 315 </w:t>
          </w:r>
          <w:sdt>
            <w:sdtPr>
              <w:tag w:val="goog_rdk_8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DD  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1) GPA – numerical, actual GPA–rating</w:t>
                </w:r>
              </w:ins>
            </w:sdtContent>
          </w:sdt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20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5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2) Gender</w:t>
                </w:r>
              </w:ins>
            </w:sdtContent>
          </w:sdt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21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(1 – Female</w:t>
                </w:r>
              </w:ins>
            </w:sdtContent>
          </w:sdt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22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9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and 2 – Male)</w:t>
                </w:r>
              </w:ins>
            </w:sdtContent>
          </w:sdt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23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1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4"/>
      </w:sdtPr>
      <w:sdtContent>
        <w:p w:rsidR="00000000" w:rsidDel="00000000" w:rsidP="00000000" w:rsidRDefault="00000000" w:rsidRPr="00000000" w14:paraId="00000024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3) Breakfast (the olparticipants are shown the following pictures and asked which one of these pictures they associate with the word “breakfast), 1 – cereal option and 2 – donut option</w:t>
                </w:r>
              </w:ins>
            </w:sdtContent>
          </w:sdt>
        </w:p>
      </w:sdtContent>
    </w:sdt>
    <w:sdt>
      <w:sdtPr>
        <w:tag w:val="goog_rdk_96"/>
      </w:sdtPr>
      <w:sdtContent>
        <w:p w:rsidR="00000000" w:rsidDel="00000000" w:rsidP="00000000" w:rsidRDefault="00000000" w:rsidRPr="00000000" w14:paraId="00000025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5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8"/>
      </w:sdtPr>
      <w:sdtContent>
        <w:p w:rsidR="00000000" w:rsidDel="00000000" w:rsidP="00000000" w:rsidRDefault="00000000" w:rsidRPr="00000000" w14:paraId="00000026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32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6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4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027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9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028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101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40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4"/>
      </w:sdtPr>
      <w:sdtContent>
        <w:p w:rsidR="00000000" w:rsidDel="00000000" w:rsidP="00000000" w:rsidRDefault="00000000" w:rsidRPr="00000000" w14:paraId="00000029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103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05"/>
        </w:sdtPr>
        <w:sdtContent>
          <w:ins w:author="Divya Machkure" w:id="4" w:date="2024-04-29T13:13:3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–4) calories_chicken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guessing calories in chicken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cal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106"/>
        </w:sdtPr>
        <w:sdtContent>
          <w:ins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107"/>
        </w:sdtPr>
        <w:sdtContent>
          <w:del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108"/>
        </w:sdtPr>
        <w:sdtContent>
          <w:ins w:author="Mohit Dubey" w:id="28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3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10"/>
        </w:sdtPr>
        <w:sdtContent>
          <w:ins w:author="Aarthi Pulivarthi" w:id="29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12"/>
        </w:sdtPr>
        <w:sdtContent>
          <w:ins w:author="Aarthi Pulivarthi" w:id="30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4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4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4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113"/>
        </w:sdtPr>
        <w:sdtContent>
          <w:ins w:author="Kashin Shah" w:id="31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16"/>
      </w:sdtPr>
      <w:sdtContent>
        <w:p w:rsidR="00000000" w:rsidDel="00000000" w:rsidP="00000000" w:rsidRDefault="00000000" w:rsidRPr="00000000" w14:paraId="00000052">
          <w:pPr>
            <w:pageBreakBefore w:val="0"/>
            <w:rPr>
              <w:ins w:author="Yash Wadgave" w:id="3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115"/>
            </w:sdtPr>
            <w:sdtContent>
              <w:ins w:author="Yash Wadgave" w:id="32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21"/>
      </w:sdtPr>
      <w:sdtContent>
        <w:p w:rsidR="00000000" w:rsidDel="00000000" w:rsidP="00000000" w:rsidRDefault="00000000" w:rsidRPr="00000000" w14:paraId="00000053">
          <w:pPr>
            <w:pageBreakBefore w:val="0"/>
            <w:rPr>
              <w:del w:author="Yash Wadgave" w:id="34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118"/>
            </w:sdtPr>
            <w:sdtContent>
              <w:ins w:author="Yash Wadgave" w:id="32" w:date="2021-07-26T07:03:01Z">
                <w:sdt>
                  <w:sdtPr>
                    <w:tag w:val="goog_rdk_119"/>
                  </w:sdtPr>
                  <w:sdtContent>
                    <w:del w:author="Prayushi Doshi" w:id="33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120"/>
            </w:sdtPr>
            <w:sdtContent>
              <w:del w:author="Yash Wadgave" w:id="34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22"/>
        </w:sdtPr>
        <w:sdtContent>
          <w:del w:author="Yash Wadgave" w:id="34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123"/>
        </w:sdtPr>
        <w:sdtContent>
          <w:ins w:author="Prayushi Doshi" w:id="35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F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60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67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124"/>
        </w:sdtPr>
        <w:sdtContent>
          <w:ins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125"/>
        </w:sdtPr>
        <w:sdtContent>
          <w:del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126"/>
        </w:sdtPr>
        <w:sdtContent>
          <w:del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127"/>
        </w:sdtPr>
        <w:sdtContent>
          <w:ins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8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8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8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8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8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9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B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B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B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3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128"/>
        </w:sdtPr>
        <w:sdtContent>
          <w:ins w:author="Tenenz" w:id="38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F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F6">
      <w:pPr>
        <w:pageBreakBefore w:val="0"/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F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F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F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130"/>
      </w:sdtPr>
      <w:sdtContent>
        <w:p w:rsidR="00000000" w:rsidDel="00000000" w:rsidP="00000000" w:rsidRDefault="00000000" w:rsidRPr="00000000" w14:paraId="0000010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39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129"/>
            </w:sdtPr>
            <w:sdtContent>
              <w:del w:author="Dhanashree Gurav" w:id="39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10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2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2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131"/>
        </w:sdtPr>
        <w:sdtContent>
          <w:del w:author="Tenenz" w:id="40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132"/>
        </w:sdtPr>
        <w:sdtContent>
          <w:del w:author="Tenenz" w:id="41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4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3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64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133"/>
        </w:sdtPr>
        <w:sdtContent>
          <w:ins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134"/>
        </w:sdtPr>
        <w:sdtContent>
          <w:del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135"/>
        </w:sdtPr>
        <w:sdtContent>
          <w:ins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136"/>
        </w:sdtPr>
        <w:sdtContent>
          <w:del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137"/>
        </w:sdtPr>
        <w:sdtContent>
          <w:ins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138"/>
        </w:sdtPr>
        <w:sdtContent>
          <w:del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139"/>
        </w:sdtPr>
        <w:sdtContent>
          <w:ins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140"/>
        </w:sdtPr>
        <w:sdtContent>
          <w:del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141"/>
        </w:sdtPr>
        <w:sdtContent>
          <w:ins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142"/>
        </w:sdtPr>
        <w:sdtContent>
          <w:del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143"/>
        </w:sdtPr>
        <w:sdtContent>
          <w:ins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144"/>
        </w:sdtPr>
        <w:sdtContent>
          <w:del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9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48"/>
      </w:sdtPr>
      <w:sdtContent>
        <w:p w:rsidR="00000000" w:rsidDel="00000000" w:rsidP="00000000" w:rsidRDefault="00000000" w:rsidRPr="00000000" w14:paraId="00000191">
          <w:pPr>
            <w:pageBreakBefore w:val="0"/>
            <w:rPr>
              <w:ins w:author="Yashu Kana" w:id="49" w:date="2022-12-08T16:17:40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60) weight – what is your weight in</w:t>
          </w:r>
          <w:sdt>
            <w:sdtPr>
              <w:tag w:val="goog_rdk_145"/>
            </w:sdtPr>
            <w:sdtContent>
              <w:ins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kgs </w:t>
                </w:r>
              </w:ins>
            </w:sdtContent>
          </w:sdt>
          <w:sdt>
            <w:sdtPr>
              <w:tag w:val="goog_rdk_146"/>
            </w:sdtPr>
            <w:sdtContent>
              <w:del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pounds?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47"/>
            </w:sdtPr>
            <w:sdtContent>
              <w:ins w:author="Yashu Kana" w:id="49" w:date="2022-12-08T16:17:4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51"/>
      </w:sdtPr>
      <w:sdtContent>
        <w:p w:rsidR="00000000" w:rsidDel="00000000" w:rsidP="00000000" w:rsidRDefault="00000000" w:rsidRPr="00000000" w14:paraId="00000192">
          <w:pPr>
            <w:pageBreakBefore w:val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0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1-80-100</w:t>
                </w:r>
              </w:ins>
            </w:sdtContent>
          </w:sdt>
        </w:p>
      </w:sdtContent>
    </w:sdt>
    <w:sdt>
      <w:sdtPr>
        <w:tag w:val="goog_rdk_153"/>
      </w:sdtPr>
      <w:sdtContent>
        <w:p w:rsidR="00000000" w:rsidDel="00000000" w:rsidP="00000000" w:rsidRDefault="00000000" w:rsidRPr="00000000" w14:paraId="00000193">
          <w:pPr>
            <w:pageBreakBefore w:val="0"/>
            <w:ind w:firstLine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2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2-60-79</w:t>
                </w:r>
              </w:ins>
            </w:sdtContent>
          </w:sdt>
        </w:p>
      </w:sdtContent>
    </w:sdt>
    <w:sdt>
      <w:sdtPr>
        <w:tag w:val="goog_rdk_156"/>
      </w:sdtPr>
      <w:sdtContent>
        <w:p w:rsidR="00000000" w:rsidDel="00000000" w:rsidP="00000000" w:rsidRDefault="00000000" w:rsidRPr="00000000" w14:paraId="00000194">
          <w:pPr>
            <w:pageBreakBefore w:val="0"/>
            <w:rPr>
              <w:del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4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3 50-59</w:t>
                </w:r>
              </w:ins>
            </w:sdtContent>
          </w:sdt>
          <w:sdt>
            <w:sdtPr>
              <w:tag w:val="goog_rdk_155"/>
            </w:sdtPr>
            <w:sdtContent>
              <w:del w:author="Yashu Kana" w:id="50" w:date="2022-12-08T16:16:55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9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162"/>
    </w:sdtPr>
    <w:sdtContent>
      <w:p w:rsidR="00000000" w:rsidDel="00000000" w:rsidP="00000000" w:rsidRDefault="00000000" w:rsidRPr="00000000" w14:paraId="00000198">
        <w:pPr>
          <w:rPr>
            <w:ins w:author="Dev Garg" w:id="52" w:date="2022-08-03T06:35:40Z"/>
            <w:rFonts w:ascii="Times New Roman" w:cs="Times New Roman" w:eastAsia="Times New Roman" w:hAnsi="Times New Roman"/>
          </w:rPr>
        </w:pPr>
        <w:sdt>
          <w:sdtPr>
            <w:tag w:val="goog_rdk_161"/>
          </w:sdtPr>
          <w:sdtContent>
            <w:ins w:author="Dev Garg" w:id="52" w:date="2022-08-03T06:35:40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19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footer" Target="footer1.xml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5AH2kdtluBCl7OyRDz6GbDoT4A==">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+Mri8giIH/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+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+cL50C8ggPnC+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/qqC842Ji/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/6qgvINiYv+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+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+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+r/LzjAs+vq/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+r/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+vq/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+r/LyDAs+vq/y8wAEI2c3VnZ2VzdElkSW1wb3J0MDBjYTIzYzktMWY5Zi00NDRmLWEyY2QtMjA2NzAyNDE3ZDlhXzQzIq8DCgtBQUFBanF3Ym1hURLXAgoLQUFBQWpxd2JtYVESC0FBQUFqcXdibWFRGg0KCXRleHQvaHRtbBIAIg4KCnRleHQvcGxhaW4SACo/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+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+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